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Heading1"/>
        <w:contextualSpacing w:val="0"/>
        <w:rPr>
          <w:ins w:author="Carlos Eduardo Gil Mezta" w:id="0" w:date="2016-12-06T09:08:23Z"/>
        </w:rPr>
      </w:pPr>
      <w:ins w:author="Carlos Eduardo Gil Mezta" w:id="0" w:date="2016-12-06T09:08:23Z">
        <w:bookmarkStart w:colFirst="0" w:colLast="0" w:name="_tlsncjj2v1pv" w:id="0"/>
        <w:bookmarkEnd w:id="0"/>
        <w:r w:rsidDel="00000000" w:rsidR="00000000" w:rsidRPr="00000000">
          <w:rPr>
            <w:b w:val="1"/>
            <w:rtl w:val="0"/>
            <w:rPrChange w:author="Carlos Eduardo Gil Mezta" w:id="1" w:date="2016-12-06T09:08:23Z">
              <w:rPr/>
            </w:rPrChange>
          </w:rPr>
          <w:t xml:space="preserve">if (DropDownList2.SelectedItem.Value.ToString()=="0")</w:t>
        </w:r>
      </w:ins>
    </w:p>
    <w:p w:rsidR="00000000" w:rsidDel="00000000" w:rsidP="00000000" w:rsidRDefault="00000000" w:rsidRPr="00000000">
      <w:pPr>
        <w:pStyle w:val="Heading1"/>
        <w:contextualSpacing w:val="0"/>
        <w:rPr>
          <w:ins w:author="Carlos Eduardo Gil Mezta" w:id="0" w:date="2016-12-06T09:08:23Z"/>
        </w:rPr>
      </w:pPr>
      <w:ins w:author="Carlos Eduardo Gil Mezta" w:id="0" w:date="2016-12-06T09:08:23Z">
        <w:bookmarkStart w:colFirst="0" w:colLast="0" w:name="_kati8hli1c6h" w:id="1"/>
        <w:bookmarkEnd w:id="1"/>
        <w:r w:rsidDel="00000000" w:rsidR="00000000" w:rsidRPr="00000000">
          <w:rPr>
            <w:b w:val="1"/>
            <w:rtl w:val="0"/>
            <w:rPrChange w:author="Carlos Eduardo Gil Mezta" w:id="1" w:date="2016-12-06T09:08:23Z">
              <w:rPr/>
            </w:rPrChange>
          </w:rPr>
          <w:t xml:space="preserve">            cat="tc";</w:t>
        </w:r>
      </w:ins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ceze49vxiuj9" w:id="2"/>
      <w:bookmarkEnd w:id="2"/>
      <w:r w:rsidDel="00000000" w:rsidR="00000000" w:rsidRPr="00000000">
        <w:rPr>
          <w:b w:val="1"/>
          <w:rtl w:val="0"/>
        </w:rPr>
        <w:t xml:space="preserve">QUERIDO VISITANTE:</w:t>
        <w:br w:type="textWrapping"/>
        <w:t xml:space="preserve">SIÉNTETE LIBRE DE EDITAR O DE AGREGAR LO QUE CREAS NECESARIO. </w:t>
        <w:br w:type="textWrapping"/>
        <w:t xml:space="preserve">PUEDES AGREGAR A MÁS GENTE PERO SÓLO COMO COMENTADORES.</w:t>
        <w:br w:type="textWrapping"/>
        <w:t xml:space="preserve">VOY A ACEPTAR LA MAYORÍA DE LOS CAMBIOS, ERES COMENTADOR PORQUE NO QUIERO QUE POR ERROR SE BORRE TODO.</w:t>
        <w:br w:type="textWrapping"/>
        <w:t xml:space="preserve">ESPERO TE AYUDE</w:t>
        <w:br w:type="textWrapping"/>
        <w:t xml:space="preserve">SHARING IS CARING</w:t>
      </w:r>
      <w:del w:author="América Jiménez" w:id="2" w:date="2016-12-06T08:36:49Z">
        <w:r w:rsidDel="00000000" w:rsidR="00000000" w:rsidRPr="00000000">
          <w:rPr>
            <w:b w:val="1"/>
            <w:rtl w:val="0"/>
          </w:rPr>
          <w:br w:type="textWrapping"/>
        </w:r>
      </w:del>
      <w:r w:rsidDel="00000000" w:rsidR="00000000" w:rsidRPr="00000000">
        <w:rPr>
          <w:b w:val="1"/>
          <w:rtl w:val="0"/>
        </w:rPr>
        <w:t xml:space="preserve">:D</w:t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85elfl8wsy3g" w:id="3"/>
      <w:bookmarkEnd w:id="3"/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pnzcg32imp64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q4xsvqi7q809" w:id="5"/>
      <w:bookmarkEnd w:id="5"/>
      <w:r w:rsidDel="00000000" w:rsidR="00000000" w:rsidRPr="00000000">
        <w:rPr>
          <w:rtl w:val="0"/>
        </w:rPr>
        <w:t xml:space="preserve">WPF</w:t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nvr9jphqfhef" w:id="6"/>
      <w:bookmarkEnd w:id="6"/>
      <w:r w:rsidDel="00000000" w:rsidR="00000000" w:rsidRPr="00000000">
        <w:rPr>
          <w:rtl w:val="0"/>
        </w:rPr>
        <w:t xml:space="preserve">Conexión: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Proyecto - Agregar nuevo origen de datos - Microsoft SQL Server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class Conexion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SqlConnection cnn;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SqlCommand cmd;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SqlDataReader dr;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static SqlConnection agregarConexion()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SqlConnection cnn;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cnn = new SqlConnection("Data Source=112SALAS25;Initial Catalog=Ej1;User ID=sa;Password=sqladmin");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cnn.Open();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MessageBox.Show("Conectado");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return cnn;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lcugbfa271yx" w:id="7"/>
      <w:bookmarkEnd w:id="7"/>
      <w:r w:rsidDel="00000000" w:rsidR="00000000" w:rsidRPr="00000000">
        <w:rPr>
          <w:rtl w:val="0"/>
        </w:rPr>
        <w:t xml:space="preserve">Llenar ComboBox: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void llenarCombo(ComboBox cb)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SqlConnection c = Conexion.agregarConexion();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cmd = new SqlCommand("SELECT nomberIng FROM ingenierias", c);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dr = cmd.ExecuteReader();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while (dr.Read())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cb.Items.Add(dr["nomberIng"].ToString());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cb.SelectedIndex = 3;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dr.Close();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MessageBox.Show("Conexion no posible" + ex);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3lqzxhcvd3i8" w:id="8"/>
      <w:bookmarkEnd w:id="8"/>
      <w:r w:rsidDel="00000000" w:rsidR="00000000" w:rsidRPr="00000000">
        <w:rPr>
          <w:rtl w:val="0"/>
        </w:rPr>
        <w:t xml:space="preserve">Llenar comboBox2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void llenarCombo(ComboBox cb)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SqlConnection c = Conexion.agregarConexion();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cmd = new SqlCommand("SELECT DISTINCT nombre FROM carrera", c);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dr = cmd.ExecuteReader();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while (dr.Read())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cb.Items.Add(dr["nombre"].ToString());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dr.Close();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cb.SelectedIndex = 0;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MessageBox.Show("No se puede conectar");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1il0u4fn4nz9" w:id="9"/>
      <w:bookmarkEnd w:id="9"/>
      <w:r w:rsidDel="00000000" w:rsidR="00000000" w:rsidRPr="00000000">
        <w:rPr>
          <w:rtl w:val="0"/>
        </w:rPr>
        <w:t xml:space="preserve">Llenar Grid: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private void Button_Click(object sender, RoutedEventArgs 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SqlConnection con;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con = Conexion.agregarConexion();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SqlCommand cmm = new SqlCommand(String.Format("SELECT * FROM aspirante WHERE ingenieria='"+cbIngenieria.Text.ToString()+"'"),con);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SqlDataReader lec = cmm.ExecuteReader();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gridInfo.ItemsSource = lec;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con.Close();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dxfv899xx3js" w:id="10"/>
      <w:bookmarkEnd w:id="10"/>
      <w:r w:rsidDel="00000000" w:rsidR="00000000" w:rsidRPr="00000000">
        <w:rPr>
          <w:rtl w:val="0"/>
        </w:rPr>
        <w:t xml:space="preserve">Clase asistente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class Asistente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int claveU { get; set;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String nombre { get; set;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String apellido { get; set;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String sexo {get; set;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String correo {get; set;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Asistente(int clave, String nombre, String apellido, String sexo, String correo)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this.claveU = clave;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this.nombre = nombre;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this.apellido = apellido;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this.sexo = sexo;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this.correo = correo;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Asistente(String nombre)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this.nombre = nombre;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Asistente(String nombre, String correo)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this.nombre = nombre;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this.correo = correo;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qkpa9yx7twxf" w:id="11"/>
      <w:bookmarkEnd w:id="11"/>
      <w:r w:rsidDel="00000000" w:rsidR="00000000" w:rsidRPr="00000000">
        <w:rPr>
          <w:rtl w:val="0"/>
        </w:rPr>
        <w:t xml:space="preserve">AsistenteG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class AsistenteG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static int agregarAsistente(Asistente a)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SqlConnection con;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con = Conexion.agregarConexion();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SqlCommand cmm = new SqlCommand(String.Format("INSERT INTO asistente (claveU, nombre, apellido, sexo, correo) values('{0}','{1}','{2}','{3}','{4}')", a.claveU, a.nombre, a.apellido, a.sexo, a.correo), con);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int res = cmm.ExecuteNonQuery();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con.Close();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return res;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g05lpgvgxvzj" w:id="12"/>
      <w:bookmarkEnd w:id="12"/>
      <w:r w:rsidDel="00000000" w:rsidR="00000000" w:rsidRPr="00000000">
        <w:rPr>
          <w:rtl w:val="0"/>
        </w:rPr>
        <w:t xml:space="preserve">MainWindow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DAR CLICK EN DISEÑO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private void Window_Loaded(object sender, RoutedEventArgs 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Conexion c = new Conexion();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c.llenarCombo(cbInge);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c.llenarCombo2(cbUni);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262x3odm34ne" w:id="13"/>
      <w:bookmarkEnd w:id="13"/>
      <w:r w:rsidDel="00000000" w:rsidR="00000000" w:rsidRPr="00000000">
        <w:rPr>
          <w:rtl w:val="0"/>
        </w:rPr>
        <w:t xml:space="preserve">Agregar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private void btAgregar_Click(object sender, RoutedEventArgs 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int clave = int.Parse(tbClave.Text);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Asistente a = new Asistente(clave, tbNombre.Text, tbApellido.Text, tbSexo.Text,  tbCorreo.Text);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int res = AsistenteG.agregarAsistente(a);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if (res &gt; 0){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MessageBox.Show("Agregado");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String carrera = cbInge.Text.ToString();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if (carrera.Equals("otro") || carrera.Equals("externo"))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MessageBox.Show("se les solicita un pago de $150.00 pesos  y solo se les da el código de entrada (567890). ");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else{ //Es ingeniero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MessageBox.Show("código para recoger su playera (12345) y un código para entrar a la fiesta (56789)");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else{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MessageBox.Show("No agregado");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eqmoo71h7y62" w:id="14"/>
      <w:bookmarkEnd w:id="14"/>
      <w:r w:rsidDel="00000000" w:rsidR="00000000" w:rsidRPr="00000000">
        <w:rPr>
          <w:rtl w:val="0"/>
        </w:rPr>
        <w:t xml:space="preserve">Cambio entre ventanas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private void btReporte_Click(object sender, RoutedEventArgs 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this.Hide();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Reporte a = new Reporte();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a.Show();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cq8cbd3ojyjv" w:id="15"/>
      <w:bookmarkEnd w:id="15"/>
      <w:r w:rsidDel="00000000" w:rsidR="00000000" w:rsidRPr="00000000">
        <w:rPr>
          <w:rtl w:val="0"/>
        </w:rPr>
        <w:t xml:space="preserve">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&lt;Grid&gt;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&lt;Grid.ColumnDefinitions&gt;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&lt;ColumnDefinition Width="380*"/&gt;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&lt;ColumnDefinition Width="137*"/&gt;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&lt;/Grid.ColumnDefinitions&gt;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&lt;Label Content="Ingenieria:" HorizontalAlignment="Left" Margin="37,158,0,0" VerticalAlignment="Top"/&gt;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&lt;Label Content="Correo:" HorizontalAlignment="Left" Margin="37,106,0,0" VerticalAlignment="Top"/&gt;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&lt;Label Content="Sexo:" HorizontalAlignment="Left" Margin="37,80,0,0" VerticalAlignment="Top"/&gt;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&lt;Label Content="Nombre:" HorizontalAlignment="Left" Margin="37,28,0,0" VerticalAlignment="Top"/&gt;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&lt;ComboBox x:Name="cbInge" HorizontalAlignment="Left" Margin="189,158,0,0" VerticalAlignment="Top" Width="120" Height="26"/&gt;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&lt;TextBox x:Name="tbCorreo" HorizontalAlignment="Left" Height="23" Margin="189,106,0,0" TextWrapping="Wrap" Text="" VerticalAlignment="Top" Width="120"/&gt;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&lt;TextBox x:Name="tbSexo" HorizontalAlignment="Left" Height="23" Margin="189,83,0,0" TextWrapping="Wrap" Text="" VerticalAlignment="Top" Width="120"/&gt;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&lt;TextBox x:Name="tbNombre" HorizontalAlignment="Left" Height="23" Margin="189,28,0,0" TextWrapping="Wrap" Text="" VerticalAlignment="Top" Width="120"/&gt;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&lt;Button x:Name="btAgregar" Content="Agregar" HorizontalAlignment="Left" Margin="37,242,0,0" VerticalAlignment="Top" Width="272" Click="btAgregar_Click"/&gt;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&lt;Button x:Name="btReporte" Content="Reporte" HorizontalAlignment="Left" Margin="37,279,0,0" VerticalAlignment="Top" Width="272" Click="btReporte_Click"/&gt;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&lt;Label Content="Universidad:&amp;#xD;&amp;#xA;" HorizontalAlignment="Left" Margin="37,189,0,0" VerticalAlignment="Top"/&gt;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&lt;ComboBox x:Name="cbUni" HorizontalAlignment="Left" Margin="189,189,0,0" VerticalAlignment="Top" Width="120" Height="26"/&gt;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&lt;Label Content="Apellido:" HorizontalAlignment="Left" Margin="37,54,0,0" VerticalAlignment="Top"/&gt;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&lt;TextBox x:Name="tbApellido" HorizontalAlignment="Left" Height="23" Margin="189,55,0,0" TextWrapping="Wrap" Text="" VerticalAlignment="Top" Width="120"/&gt;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&lt;Label Content="ClaveU:" HorizontalAlignment="Left" Margin="37,7,0,0" VerticalAlignment="Top"/&gt;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&lt;TextBox x:Name="tbClave" HorizontalAlignment="Left" Height="23" Margin="189,7,0,0" TextWrapping="Wrap" Text="" VerticalAlignment="Top" Width="120"/&gt;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&lt;/Grid&gt;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38t4fbmx5lvg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1aysf3j7lq6a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7uw1una79dh9" w:id="18"/>
      <w:bookmarkEnd w:id="18"/>
      <w:r w:rsidDel="00000000" w:rsidR="00000000" w:rsidRPr="00000000">
        <w:rPr>
          <w:rtl w:val="0"/>
        </w:rPr>
        <w:t xml:space="preserve">WEB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Nuevo Proyecto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709988" cy="3287158"/>
            <wp:effectExtent b="0" l="0" r="0" t="0"/>
            <wp:docPr id="1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"/>
                    <a:srcRect b="20744" l="21594" r="33222" t="15159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3287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Nueva Página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557588" cy="331581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23404" l="39867" r="88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3315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rz6tm0jj2au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4tqia7n4vcux" w:id="20"/>
      <w:bookmarkEnd w:id="20"/>
      <w:r w:rsidDel="00000000" w:rsidR="00000000" w:rsidRPr="00000000">
        <w:rPr>
          <w:rtl w:val="0"/>
        </w:rPr>
        <w:t xml:space="preserve">Conexión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protected OdbcConnection conectarBD()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String stringDeConexion = "Driver={SQL Server Native Client 11.0};Server=CC201-05;Uid=sa;Pwd=sqladmin;Database=Mensajes;";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try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OdbcConnection conexion = new OdbcConnection(stringDeConexion);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conexion.Open();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return conexion;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catch (Exception ex)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Label1.Text = "No se pudo hacer la conexion" + ex.StackTrace.ToString();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return null;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2b72b8e30i1c" w:id="21"/>
      <w:bookmarkEnd w:id="21"/>
      <w:r w:rsidDel="00000000" w:rsidR="00000000" w:rsidRPr="00000000">
        <w:rPr>
          <w:rtl w:val="0"/>
        </w:rPr>
        <w:t xml:space="preserve">Session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OdbcConnection miConexion = conectarBD();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if (miConexion != null)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OdbcCommand sql = new OdbcCommand("SELECT nombre FROM usuario WHERE claveU='" + tbClave.Text + "' and passwd='" + tbContra.Text + "'",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OdbcDataReader lec = sql.ExecuteReader();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if (lec.Read())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if (!lec["nombre"].ToString().Equals(""))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Session["Usuario"] = tbClave.Text;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Response.Redirect("Informacion.aspx");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else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Label1.Text = "ClaveU o contraseña incorrecta";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lec.Close();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miConexion.Close();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4kpo45wcxcae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vou11srgtu8j" w:id="23"/>
      <w:bookmarkEnd w:id="23"/>
      <w:r w:rsidDel="00000000" w:rsidR="00000000" w:rsidRPr="00000000">
        <w:rPr>
          <w:rtl w:val="0"/>
        </w:rPr>
        <w:t xml:space="preserve">Fácil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protected void btSig_Click(object sender, EventArgs 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Session["Usuario"] = tbCarrera.Text;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if (!tbCarrera.Text.Equals(""))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Response.Redirect("Informacion.aspx");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else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Label1.Text = "Ingrese carrera";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hyurfut3bsb4" w:id="24"/>
      <w:bookmarkEnd w:id="24"/>
      <w:r w:rsidDel="00000000" w:rsidR="00000000" w:rsidRPr="00000000">
        <w:rPr>
          <w:rtl w:val="0"/>
        </w:rPr>
        <w:t xml:space="preserve">Modificar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protected void btModificar_Click(object sender, EventArgs 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OdbcConnection miConexion = conectarBaseDeDatos();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if (miConexion != null)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String correo = tbCorreo.Text;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rtl w:val="0"/>
        </w:rPr>
        <w:t xml:space="preserve">int edad = int.Parse(tbEdad.Text);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String password = tbPass.Text;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OdbcCommand sql = new OdbcCommand(String.Format("UPDATE usuario SET email = '{0}', password = '{1}', edad = '{2}' WHERE claveU = '{3}'", correo, password, edad, DropDownList1.SelectedValue),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int result = sql.ExecuteNonQuery();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if (result &gt; 0)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lbMensaje.Text = "Modificación exitosa." + result.ToString();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else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lbMensaje.Text = "Error al modificar." + result.ToString();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hxdyla51ogqt" w:id="25"/>
      <w:bookmarkEnd w:id="25"/>
      <w:r w:rsidDel="00000000" w:rsidR="00000000" w:rsidRPr="00000000">
        <w:rPr>
          <w:rtl w:val="0"/>
        </w:rPr>
        <w:t xml:space="preserve">Agregar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ekg2c08nextq" w:id="26"/>
      <w:bookmarkEnd w:id="26"/>
      <w:r w:rsidDel="00000000" w:rsidR="00000000" w:rsidRPr="00000000">
        <w:rPr>
          <w:rtl w:val="0"/>
        </w:rPr>
        <w:t xml:space="preserve">obtener información</w:t>
      </w:r>
    </w:p>
    <w:p w:rsidR="00000000" w:rsidDel="00000000" w:rsidP="00000000" w:rsidRDefault="00000000" w:rsidRPr="00000000">
      <w:pPr>
        <w:pStyle w:val="Heading4"/>
        <w:contextualSpacing w:val="0"/>
      </w:pPr>
      <w:bookmarkStart w:colFirst="0" w:colLast="0" w:name="_wm79c95uvgnl" w:id="27"/>
      <w:bookmarkEnd w:id="27"/>
      <w:r w:rsidDel="00000000" w:rsidR="00000000" w:rsidRPr="00000000">
        <w:rPr>
          <w:rtl w:val="0"/>
        </w:rPr>
        <w:t xml:space="preserve">Clave maxima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sql = new OdbcCommand("SELECT MAX(claveC) FROM carrera",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Object o = sql.ExecuteScalar();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int claveC = (int)o + 1;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4"/>
        <w:contextualSpacing w:val="0"/>
      </w:pPr>
      <w:bookmarkStart w:colFirst="0" w:colLast="0" w:name="_ji6c58vskyys" w:id="28"/>
      <w:bookmarkEnd w:id="28"/>
      <w:r w:rsidDel="00000000" w:rsidR="00000000" w:rsidRPr="00000000">
        <w:rPr>
          <w:rtl w:val="0"/>
        </w:rPr>
        <w:t xml:space="preserve">Clave WHERE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sql = new OdbcCommand("SELECT claveUni FROM universidad WHERE nombre='" + DropDownList2.SelectedItem.ToString() + "'",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o = sql.ExecuteScalar();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int claveUni = (int)o;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protected void btEnvia_Click(object sender, EventArgs 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OdbcConnection miConexion = conectarBD();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if (miConexion != null)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OdbcCommand sql = new OdbcCommand("SELECT MAX(claveM) FROM mensaje",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Object o = sql.ExecuteScalar();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if (DBNull.Value.Equals(o))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//Es el primer dato y la llave primaria debe ser 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String query = "INSERT INTO mensaje VALUES(1,'" + tbTitulo.Text + "','" + tbCont.Text + "','" + DateTime.Now.ToShortDateString() + "','" + DateTime.Now.ToShortDateString() + "'," + int.Parse(lbEmisor.Text) + "," + int.Parse(DropDownList2.Text) + ")";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sql = new OdbcCommand(query,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int res = sql.ExecuteNonQuery();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lbNoticias.Text = res.ToString();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else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int llaveprimaria = (int)o;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llaveprimaria++;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String query = "INSERT INTO mensaje VALUES(" + llaveprimaria + ",'" + tbTitulo.Text + "','" + tbCont.Text + "'," + DateTime.Now.ToShortDateString() + ",'" + DateTime.Now.ToShortDateString() + "'," + int.Parse(lbEmisor.Text)+ "," + int.Parse(DropDownList2.Text) + ")";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sql = new OdbcCommand(query,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int res = sql.ExecuteNonQuery();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lbNoticias.Text = res.ToString();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if (res &gt; 0)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lbNoticias.Text = "Mensaje Enviado";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else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lbNoticias.Text = "No se pudo enviar el mensaje";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miConexion.Close();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xhfiywgfctsc" w:id="29"/>
      <w:bookmarkEnd w:id="29"/>
      <w:r w:rsidDel="00000000" w:rsidR="00000000" w:rsidRPr="00000000">
        <w:rPr>
          <w:rtl w:val="0"/>
        </w:rPr>
        <w:t xml:space="preserve">Agregar completo (3)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protected void btRegistrar_Click(object sender, EventArgs 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OdbcConnection miConexion = conectarBD();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if (miConexion != null)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//Insertar 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String query = "INSERT INTO asistente VALUES("+ int.Parse(tbClave.Text)+",'" + tbNombre.Text + "','" + tbApellido.Text + "','" + tbSexo.Text + "','" + tbCorreo.Text + "')";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OdbcCommand sql = new OdbcCommand(query,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int res = sql.ExecuteNonQuery();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Label1.Text = res.ToString();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//Obtener información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sql = new OdbcCommand("SELECT MAX(claveC) FROM carrera",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Object o = sql.ExecuteScalar();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int claveC = (int)o + 1;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//Insertar2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query =  "INSERT INTO carrera VALUES("+claveC+", '" + DropDownList1.SelectedItem.ToString() + "', "+ int.Parse(tbClave.Text)+")";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sql = new OdbcCommand(query,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int res2 = sql.ExecuteNonQuery();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res= res*res2;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//Insertar3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sql = new OdbcCommand("SELECT claveUni FROM universidad WHERE nombre='" + DropDownList2.SelectedItem.Text + "'",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o = sql.ExecuteScalar();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int claveUni = (int)o;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query = "INSERT INTO universidad_asistente VALUES(" + int.Parse(tbClave.Text) + ", '" + claveUni + "')";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sql = new OdbcCommand(query,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int res3 = sql.ExecuteNonQuery();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res = res * res3;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if (res &gt; 0)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Label1.Text = "Dado de alta exitosamente";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if (DropDownList1.SelectedItem.Text.Equals("externo") || DropDownList1.SelectedItem.Text.Equals("otro") || claveUni&gt;1)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    Label1.Text = "Paga" + claveUni;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else{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    Label1.Text = "El codigo es 1";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else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Label1.Text = "No se pudo dar de alta";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miConexion.Close();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f4ig5frvnnc9" w:id="30"/>
      <w:bookmarkEnd w:id="30"/>
      <w:r w:rsidDel="00000000" w:rsidR="00000000" w:rsidRPr="00000000">
        <w:rPr>
          <w:rtl w:val="0"/>
        </w:rPr>
        <w:t xml:space="preserve">Grid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OdbcConnection miConexion = conectarBD();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if (miConexion != null)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OdbcCommand sql = new OdbcCommand("SELECT * FROM vendedor ",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OdbcDataReader lec = sql.ExecuteReader();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GridView1.DataSource = lec;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GridView1.DataBind();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else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Label1.Text = "no se pudo hacer el llenado del grid.";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3173wzqh7wk2" w:id="31"/>
      <w:bookmarkEnd w:id="31"/>
      <w:r w:rsidDel="00000000" w:rsidR="00000000" w:rsidRPr="00000000">
        <w:rPr>
          <w:rtl w:val="0"/>
        </w:rPr>
        <w:t xml:space="preserve">Grid 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protected void Page_Load(object sender, EventArgs 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OdbcConnection miConexion = conectarBD();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if (miConexion != null)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OdbcCommand sql = new OdbcCommand("SELECT * FROM usuario",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OdbcDataReader lec = sql.ExecuteReader();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GridView1.DataSource = lec;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GridView1.DataBind();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if (Session["Usuario"] != null)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OdbcCommand sql2 = new OdbcCommand("SELECT * FROM usuario WHERE claveU=" + Session["Usuario"],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lec = sql2.ExecuteReader();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if (lec.HasRows)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lec.Read();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lbInfoUsuario.Text = "ClaveU: " + lec.GetInt32(0) + "&lt;/br&gt; Nombre: " + lec.GetString(1) + "&lt;/br&gt; Correo: " + lec.GetString(2) + "&lt;/br&gt; Contraseña: " + lec.GetString(3) + "&lt;/br&gt; Edad: " + lec.GetInt32(4);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else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lbInfoUsuario.Text = "No hay usuarios";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else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lbInfoUsuario.Text = "No hay usuario ingresado";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else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lbNoticias.Text = "no se pudo hacer el llenado del grid.";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lbInfoUsuario.Text = "No hay usuarios";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  <w:rPr>
          <w:ins w:author="Alberto Zainos" w:id="3" w:date="2016-12-06T08:06:38Z"/>
        </w:rPr>
      </w:pPr>
      <w:r w:rsidDel="00000000" w:rsidR="00000000" w:rsidRPr="00000000">
        <w:rPr>
          <w:rtl w:val="0"/>
        </w:rPr>
        <w:t xml:space="preserve">    }</w:t>
      </w:r>
      <w:ins w:author="Alberto Zainos" w:id="3" w:date="2016-12-06T08:06:38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>
      <w:pPr>
        <w:contextualSpacing w:val="0"/>
        <w:rPr>
          <w:del w:author="Alberto Zainos" w:id="4" w:date="2016-12-06T08:07:16Z"/>
        </w:rPr>
      </w:pPr>
      <w:del w:author="Alberto Zainos" w:id="4" w:date="2016-12-06T08:07:16Z">
        <w:r w:rsidDel="00000000" w:rsidR="00000000" w:rsidRPr="00000000">
          <w:rPr>
            <w:rtl w:val="0"/>
          </w:rPr>
        </w:r>
      </w:del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</w:rPr>
          <w:t xml:space="preserve">Bien HECHO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</w:rPr>
          <w:t xml:space="preserve">EN el Page LOAD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//Try-catch para llenar un DropDown list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try{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OdbcConnection con;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//Segundo Paso 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con = abrirConexion();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//OdbcCommand sql = new OdbcCommand(String.Format("SELECT * FROM asistente JOIN carrera ON asistente.claveU = carrera.claveU WHERE carrera.nombre = '{0}';", Session["carr"]), con);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OdbcCommand sql = new OdbcCommand("Select nombre from universidad", con);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OdbcDataReader lector = sql.ExecuteReader();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while (lector.Read())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{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    drop1.Items.Add(lector["nombre"].ToString());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}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    //Cerramos lector y conexion.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lector.Close();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con.Close();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}catch(Exception ex){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4" w:date="2016-12-06T08:07:16Z"/>
        </w:rPr>
      </w:pPr>
      <w:ins w:author="Alberto Zainos" w:id="4" w:date="2016-12-06T08:07:16Z">
        <w:r w:rsidDel="00000000" w:rsidR="00000000" w:rsidRPr="00000000">
          <w:rPr>
            <w:rtl w:val="0"/>
            <w:rPrChange w:author="Alberto Zainos" w:id="5" w:date="2016-12-06T08:07:16Z">
              <w:rPr/>
            </w:rPrChange>
          </w:rPr>
          <w:t xml:space="preserve">        }</w:t>
        </w:r>
      </w:ins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vwb0faxvjx5" w:id="32"/>
      <w:bookmarkEnd w:id="32"/>
      <w:r w:rsidDel="00000000" w:rsidR="00000000" w:rsidRPr="00000000">
        <w:rPr>
          <w:rtl w:val="0"/>
        </w:rPr>
        <w:t xml:space="preserve">DropDown List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protected void Page_Load(object sender, EventArgs 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OdbcConnection miConexion = conectarBD();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if (miConexion != null)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OdbcCommand sql = new OdbcCommand("SELECT claveU FROM usuario",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OdbcDataReader lec = sql.ExecuteReader();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DropDownList2.Items.Clear();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while (lec.Read())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DropDownList2.Items.Add(lec.GetString(0));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lec.Close();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ox29njjd5ag3" w:id="33"/>
      <w:bookmarkEnd w:id="33"/>
      <w:r w:rsidDel="00000000" w:rsidR="00000000" w:rsidRPr="00000000">
        <w:rPr>
          <w:rtl w:val="0"/>
        </w:rPr>
        <w:t xml:space="preserve">Opción 2 DDList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protected void Page_Load(object sender, EventArgs 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OdbcConnection miConexion = conectarBD();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if (miConexion != null)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OdbcCommand sql = new OdbcCommand("SELECT nombre FROM dueno", miConexion);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try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OdbcDataReader lec = sql.ExecuteReader();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DropDownList2.Items.Clear();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while (lec.Read())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DropDownList2.Items.Add(lec.GetString(0));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lec.Close();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catch (Exception ex)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Label1.Text = "No se pudo hacer la conexion" + ex.StackTrace.ToString();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5xxo7h5cp1z7" w:id="34"/>
      <w:bookmarkEnd w:id="34"/>
      <w:r w:rsidDel="00000000" w:rsidR="00000000" w:rsidRPr="00000000">
        <w:rPr>
          <w:rtl w:val="0"/>
        </w:rPr>
        <w:t xml:space="preserve">Obtener texto de DDList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DropDownList1.SelectedItem.ToString()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int cRaza =  (Int32) sql.ExecuteScalar();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Object o = sql.ExecuteScalar();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cRaza = (int)o;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ae0cpa1y447i" w:id="35"/>
      <w:bookmarkEnd w:id="35"/>
      <w:r w:rsidDel="00000000" w:rsidR="00000000" w:rsidRPr="00000000">
        <w:rPr>
          <w:rtl w:val="0"/>
        </w:rPr>
        <w:t xml:space="preserve">Moverse entre páginas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Response.Redirect("Sueldo.aspx");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ixcgvyyzp6ow" w:id="36"/>
      <w:bookmarkEnd w:id="36"/>
      <w:r w:rsidDel="00000000" w:rsidR="00000000" w:rsidRPr="00000000">
        <w:rPr>
          <w:rtl w:val="0"/>
        </w:rPr>
        <w:t xml:space="preserve">Layout</w:t>
      </w:r>
    </w:p>
    <w:p w:rsidR="00000000" w:rsidDel="00000000" w:rsidP="00000000" w:rsidRDefault="00000000" w:rsidRPr="00000000">
      <w:pPr>
        <w:pStyle w:val="Heading4"/>
        <w:contextualSpacing w:val="0"/>
      </w:pPr>
      <w:bookmarkStart w:colFirst="0" w:colLast="0" w:name="_kauzcxxb8py3" w:id="37"/>
      <w:bookmarkEnd w:id="37"/>
      <w:r w:rsidDel="00000000" w:rsidR="00000000" w:rsidRPr="00000000">
        <w:rPr>
          <w:rtl w:val="0"/>
        </w:rPr>
        <w:t xml:space="preserve">Registro comida ingenierías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Clave U&lt;br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&lt;asp:TextBox ID="tbClave" runat="server"&gt;&lt;/asp:TextBox&gt;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Nombre&lt;br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&lt;asp:TextBox ID="tbNombre" runat="server"&gt;&lt;/asp:TextBox&gt;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Apellido&lt;br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&lt;asp:TextBox ID="tbApellido" runat="server"&gt;&lt;/asp:TextBox&gt;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Sexo&lt;br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&lt;asp:TextBox ID="tbSexo" runat="server"&gt;&lt;/asp:TextBox&gt;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Correo&lt;br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&lt;asp:TextBox ID="tbCorreo" runat="server"&gt;&lt;/asp:TextBox&gt;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Ingenieria&lt;br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&lt;asp:DropDownList ID="DropDownList1" runat="server"&gt;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&lt;/asp:DropDownList&gt;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Universidades&lt;br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&lt;asp:DropDownList ID="DropDownList2" runat="server"&gt;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&lt;/asp:DropDownList&gt;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&lt;asp:Button ID="btRegistrar" runat="server" Text="Button"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&lt;br 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co5v3ayzx0yk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infvzy5opl84" w:id="39"/>
      <w:bookmarkEnd w:id="39"/>
      <w:r w:rsidDel="00000000" w:rsidR="00000000" w:rsidRPr="00000000">
        <w:rPr>
          <w:rtl w:val="0"/>
        </w:rPr>
        <w:t xml:space="preserve">Excel</w:t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7nurlr9x1bgf" w:id="40"/>
      <w:bookmarkEnd w:id="40"/>
      <w:r w:rsidDel="00000000" w:rsidR="00000000" w:rsidRPr="00000000">
        <w:rPr>
          <w:rtl w:val="0"/>
        </w:rPr>
        <w:t xml:space="preserve">Desarrollador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61825" cy="3948113"/>
            <wp:effectExtent b="0" l="0" r="0" t="0"/>
            <wp:docPr id="2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"/>
                    <a:srcRect b="17553" l="20431" r="20598" t="15425"/>
                    <a:stretch>
                      <a:fillRect/>
                    </a:stretch>
                  </pic:blipFill>
                  <pic:spPr>
                    <a:xfrm>
                      <a:off x="0" y="0"/>
                      <a:ext cx="5561825" cy="394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d8bbu8n37p5s" w:id="41"/>
      <w:bookmarkEnd w:id="41"/>
      <w:r w:rsidDel="00000000" w:rsidR="00000000" w:rsidRPr="00000000">
        <w:rPr>
          <w:rtl w:val="0"/>
        </w:rPr>
        <w:t xml:space="preserve">DLL</w:t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wxwikox67h0o" w:id="42"/>
      <w:bookmarkEnd w:id="42"/>
      <w:r w:rsidDel="00000000" w:rsidR="00000000" w:rsidRPr="00000000">
        <w:rPr>
          <w:rtl w:val="0"/>
        </w:rPr>
        <w:t xml:space="preserve">Visual studio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Class Library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-14287</wp:posOffset>
            </wp:positionH>
            <wp:positionV relativeFrom="paragraph">
              <wp:posOffset>0</wp:posOffset>
            </wp:positionV>
            <wp:extent cx="4496635" cy="3243263"/>
            <wp:effectExtent b="0" l="0" r="0" t="0"/>
            <wp:wrapSquare wrapText="bothSides" distB="114300" distT="114300" distL="114300" distR="11430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18567" l="20895" r="21393" t="14854"/>
                    <a:stretch>
                      <a:fillRect/>
                    </a:stretch>
                  </pic:blipFill>
                  <pic:spPr>
                    <a:xfrm>
                      <a:off x="0" y="0"/>
                      <a:ext cx="4496635" cy="3243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429125" cy="3894732"/>
            <wp:effectExtent b="0" l="0" r="0" t="0"/>
            <wp:docPr id="2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 b="43085" l="0" r="596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894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public class Class1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private int num1 = 0;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private int num2 = 0;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void setNum1(int num)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num1 = num;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void setNum2(int num)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num2 = num;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int getNum1()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return num1;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int getNum2()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return num2;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public int cT()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int res;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if(num1== num2){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res = 0;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else{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if(num1&gt;num2){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res= 1;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else{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res= 0;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return res;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mzz8etkt2vyt" w:id="43"/>
      <w:bookmarkEnd w:id="43"/>
      <w:r w:rsidDel="00000000" w:rsidR="00000000" w:rsidRPr="00000000">
        <w:drawing>
          <wp:inline distB="114300" distT="114300" distL="114300" distR="114300">
            <wp:extent cx="5731200" cy="2882900"/>
            <wp:effectExtent b="0" l="0" r="0" t="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65691" l="0" r="574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12esn3sxnfgc" w:id="44"/>
      <w:bookmarkEnd w:id="44"/>
      <w:r w:rsidDel="00000000" w:rsidR="00000000" w:rsidRPr="00000000">
        <w:drawing>
          <wp:inline distB="114300" distT="114300" distL="114300" distR="114300">
            <wp:extent cx="5881688" cy="3036222"/>
            <wp:effectExtent b="0" l="0" r="0" t="0"/>
            <wp:docPr id="1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36702" l="20930" r="17607" t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036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o04tj2vc7dey" w:id="45"/>
      <w:bookmarkEnd w:id="45"/>
      <w:r w:rsidDel="00000000" w:rsidR="00000000" w:rsidRPr="00000000">
        <w:drawing>
          <wp:inline distB="114300" distT="114300" distL="114300" distR="114300">
            <wp:extent cx="6394127" cy="2751137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46542" l="4485" r="25249" t="5053"/>
                    <a:stretch>
                      <a:fillRect/>
                    </a:stretch>
                  </pic:blipFill>
                  <pic:spPr>
                    <a:xfrm>
                      <a:off x="0" y="0"/>
                      <a:ext cx="6394127" cy="2751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9ba02jf0x8iw" w:id="46"/>
      <w:bookmarkEnd w:id="46"/>
      <w:r w:rsidDel="00000000" w:rsidR="00000000" w:rsidRPr="00000000">
        <w:drawing>
          <wp:inline distB="114300" distT="114300" distL="114300" distR="114300">
            <wp:extent cx="4472458" cy="1979613"/>
            <wp:effectExtent b="0" l="0" r="0" t="0"/>
            <wp:docPr id="2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71276" l="0" r="594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2458" cy="197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667250" cy="790575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83776" l="0" r="61627" t="586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9b7r1br6ctc0" w:id="47"/>
      <w:bookmarkEnd w:id="47"/>
      <w:r w:rsidDel="00000000" w:rsidR="00000000" w:rsidRPr="00000000">
        <w:drawing>
          <wp:inline distB="114300" distT="114300" distL="114300" distR="114300">
            <wp:extent cx="5132562" cy="1541463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64095" l="24916" r="24750" t="11702"/>
                    <a:stretch>
                      <a:fillRect/>
                    </a:stretch>
                  </pic:blipFill>
                  <pic:spPr>
                    <a:xfrm>
                      <a:off x="0" y="0"/>
                      <a:ext cx="5132562" cy="154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rboinaf2o86m" w:id="48"/>
      <w:bookmarkEnd w:id="48"/>
      <w:r w:rsidDel="00000000" w:rsidR="00000000" w:rsidRPr="00000000">
        <w:drawing>
          <wp:inline distB="114300" distT="114300" distL="114300" distR="114300">
            <wp:extent cx="4983925" cy="2132013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67287" l="24916" r="45182" t="12234"/>
                    <a:stretch>
                      <a:fillRect/>
                    </a:stretch>
                  </pic:blipFill>
                  <pic:spPr>
                    <a:xfrm>
                      <a:off x="0" y="0"/>
                      <a:ext cx="4983925" cy="213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Pegar en System 32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852738" cy="162606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84840" l="0" r="833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2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463301" cy="1824038"/>
            <wp:effectExtent b="0" l="0" r="0" t="0"/>
            <wp:docPr id="1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78723" l="0" r="601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3301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709988" cy="2845729"/>
            <wp:effectExtent b="0" l="0" r="0" t="0"/>
            <wp:docPr id="2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43617" l="35382" r="35382" t="20478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845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861612" cy="2128838"/>
            <wp:effectExtent b="0" l="0" r="0" t="0"/>
            <wp:docPr id="1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77925" l="0" r="749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1612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270873" cy="1690688"/>
            <wp:effectExtent b="0" l="0" r="0" t="0"/>
            <wp:docPr id="1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81382" l="0" r="775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0873" cy="169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809875" cy="2619375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47606" l="38654" r="39218" t="1941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009443" cy="2947988"/>
            <wp:effectExtent b="0" l="0" r="0" t="0"/>
            <wp:docPr id="2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 b="57978" l="0" r="5531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9443" cy="2947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vosd6fek16lq" w:id="49"/>
      <w:bookmarkEnd w:id="49"/>
      <w:r w:rsidDel="00000000" w:rsidR="00000000" w:rsidRPr="00000000">
        <w:rPr>
          <w:rtl w:val="0"/>
        </w:rPr>
        <w:t xml:space="preserve">código visual basic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Public Function prueba()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Dim n As Integer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Dim n1 As Integer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Dim objeto As EjemploDLL.Class1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Set objn = New EjemploDLL.Class1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objn.setNum (3)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objn.setNum2 (5)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 = objn.multiplicacion()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prueba = 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End Function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176456" cy="2271713"/>
            <wp:effectExtent b="0" l="0" r="0" t="0"/>
            <wp:docPr id="1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65425" l="0" r="602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456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700213" cy="1605756"/>
            <wp:effectExtent b="0" l="0" r="0" t="0"/>
            <wp:docPr id="1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86436" l="0" r="910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1605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kpdw2qowy0ww" w:id="50"/>
      <w:bookmarkEnd w:id="50"/>
      <w:r w:rsidDel="00000000" w:rsidR="00000000" w:rsidRPr="00000000">
        <w:drawing>
          <wp:inline distB="114300" distT="114300" distL="114300" distR="114300">
            <wp:extent cx="1914525" cy="2352675"/>
            <wp:effectExtent b="0" l="0" r="0" t="0"/>
            <wp:docPr id="1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6"/>
                    <a:srcRect b="73640" l="24283" r="623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Formulario, graba macros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Como código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749698" cy="1766888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75265" l="0" r="584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9698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090863" cy="4437189"/>
            <wp:effectExtent b="0" l="0" r="0" t="0"/>
            <wp:docPr id="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17553" l="28405" r="44518" t="20212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4437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Selección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Private Sub CommandButton1_Click()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Dim num1 As Double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Dim num2 As Double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Range("D4").Select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num1 = ActiveCell.Value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ActiveCell.Offset(1, 0).Select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num2 = ActiveCell.Value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ActiveCell.Offset(1, 1).Select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ActiveCell.Value = num1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End Sub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4mcjywa0hj9x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dzbotolxifgo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_pf4d8lon7lg1" w:id="53"/>
      <w:bookmarkEnd w:id="53"/>
      <w:r w:rsidDel="00000000" w:rsidR="00000000" w:rsidRPr="00000000">
        <w:rPr>
          <w:rtl w:val="0"/>
        </w:rPr>
        <w:t xml:space="preserve">Android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69stuyi0opt1" w:id="54"/>
      <w:bookmarkEnd w:id="54"/>
      <w:r w:rsidDel="00000000" w:rsidR="00000000" w:rsidRPr="00000000">
        <w:rPr>
          <w:rtl w:val="0"/>
        </w:rPr>
        <w:t xml:space="preserve">general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llrxdynj4az6" w:id="55"/>
      <w:bookmarkEnd w:id="55"/>
      <w:r w:rsidDel="00000000" w:rsidR="00000000" w:rsidRPr="00000000">
        <w:rPr>
          <w:rtl w:val="0"/>
        </w:rPr>
        <w:t xml:space="preserve">conexión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shd w:fill="e4e4ff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android.content.Context;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android.database.sqlite.SQLiteDatabase;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android.database.sqlite.SQLiteOpenHelper;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ConexionBD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SQLiteOpenHelper{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cadenaCreate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"CREATE TABLE if not exists tablaprueba(_id integer primary autoincrement, datos text not null);"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ConexionBD(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e4e4ff" w:val="clear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context)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(context,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"prueba.db"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onCreate(SQLiteDatabase db)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db.execSQL(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cadenaCreate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onUpgrade(SQLiteDatabase db,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oldVersion,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newVersion)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String cadenaUpdate 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 DROP TABLE if exists tablaprueba;"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db.execSQL(cadenaUpdate);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onCreate(db);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msvidauarwah" w:id="56"/>
      <w:bookmarkEnd w:id="56"/>
      <w:r w:rsidDel="00000000" w:rsidR="00000000" w:rsidRPr="00000000">
        <w:rPr>
          <w:rtl w:val="0"/>
        </w:rPr>
        <w:t xml:space="preserve">InterfazBD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android.content.ContentValues;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android.content.Context;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android.database.Cursor;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android.database.sqlite.SQLiteDatabase;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android.database.sqlite.SQLiteException;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InterfazBD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ConexionBD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con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SQLiteDatabase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InterfazBD(Context context)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con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ConexionBD(context);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open()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SQLiteException{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con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.getWritableDatabase();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close()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SQLiteException{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con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long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insertarDatos(String dato)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ContentValues valores;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open();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valores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ContentValues();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valores.put(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"datos"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,dato);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clave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.insert(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"tablaprueba"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,valores);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clave;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insertarDatosPrueba()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ContentValues valores;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open();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valores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ContentValues();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valores.put(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"datos"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"Carlos"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.insert(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"tablaprueba"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,valores);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valores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ContentValues();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valores.put(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"datos"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"Alfredo"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.insert(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"tablaprueba"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,valores);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valores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ContentValues();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valores.put(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"datos"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"Gonzalez"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.insert(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"tablaprueba"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,valores);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valores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ContentValues();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valores.put(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"datos"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"ITAM"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.insert(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"tablaprueba"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,valores);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Cursor traerDatos()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Cursor res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open();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String cadena 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"SELECT  * FROM tablaprueba;"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res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.rawQuery(cadena,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(res.getCount()==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insertarDatosPrueba();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res=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.rawQuery(cadena,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res;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363f535ep42z" w:id="57"/>
      <w:bookmarkEnd w:id="57"/>
      <w:r w:rsidDel="00000000" w:rsidR="00000000" w:rsidRPr="00000000">
        <w:rPr>
          <w:rtl w:val="0"/>
        </w:rPr>
        <w:t xml:space="preserve">Bases de datos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fl0zf5qukmux" w:id="58"/>
      <w:bookmarkEnd w:id="58"/>
      <w:r w:rsidDel="00000000" w:rsidR="00000000" w:rsidRPr="00000000">
        <w:rPr>
          <w:rtl w:val="0"/>
        </w:rPr>
        <w:t xml:space="preserve">AdminSQLiteOpenHelper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Crea base de datos y tablas. Mi base de datos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shd w:fill="e4e4ff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android.content.Context;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android.database.sqlite.SQLiteDatabase;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android.database.sqlite.SQLiteOpenHelper;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AdminSQLiteOpenHelper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SQLiteOpenHelper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AdminSQLiteOpenHelper(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e4e4ff" w:val="clear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context, String name, SQLiteDatabase.CursorFactory factory,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version)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(context, name, factory, version);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onCreate(SQLiteDatabase db)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db.execSQL(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"CREATE TABLE alumnos (cu integer primary key, nombre text, carrera text, universidad text)"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onUpgrade(SQLiteDatabase db,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i1)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db.execSQL(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"drop table if exists alumnos"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db.execSQL(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"CREATE TABLE alumnos (cu integer primary key, nombre text, carrera text, universidad text)"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47w8si3mj1a" w:id="59"/>
      <w:bookmarkEnd w:id="59"/>
      <w:r w:rsidDel="00000000" w:rsidR="00000000" w:rsidRPr="00000000">
        <w:rPr>
          <w:rtl w:val="0"/>
        </w:rPr>
        <w:t xml:space="preserve">Opción</w:t>
      </w:r>
      <w:r w:rsidDel="00000000" w:rsidR="00000000" w:rsidRPr="00000000">
        <w:rPr>
          <w:rtl w:val="0"/>
        </w:rPr>
        <w:t xml:space="preserve"> 2 (Ambas funcionan)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shd w:fill="e4e4ff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android.content.Context;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android.database.sqlite.SQLiteDatabase;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android.database.sqlite.SQLiteOpenHelper;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MiniDBMS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SQLiteOpenHelper {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//crear la base de datos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MiniDBMS(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e4e4ff" w:val="clear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context){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//el 1 es el numero de version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(context,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"chafimon.db"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//solo se ejecuta si la tabla no existe en el dispositivo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onCreate(SQLiteDatabase db) {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String strCreateDB 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"create table pokemon(id integer primary key, 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+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"nombre text, foto text, descripcion text);"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db.execSQL(strCreateDB);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onUpgrade(SQLiteDatabase db,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oldVersion,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newVersion) {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String strUpdate=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"drop table if exists pokemon;"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db.execSQL(strUpdate);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onCreate(db);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ind w:left="36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5wkamatpgaa6" w:id="60"/>
      <w:bookmarkEnd w:id="60"/>
      <w:r w:rsidDel="00000000" w:rsidR="00000000" w:rsidRPr="00000000">
        <w:rPr>
          <w:rtl w:val="0"/>
        </w:rPr>
        <w:t xml:space="preserve">Main Activity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AppCompatActivity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4"/>
        <w:contextualSpacing w:val="0"/>
      </w:pPr>
      <w:bookmarkStart w:colFirst="0" w:colLast="0" w:name="_g6ebynbmjih1" w:id="61"/>
      <w:bookmarkEnd w:id="61"/>
      <w:r w:rsidDel="00000000" w:rsidR="00000000" w:rsidRPr="00000000">
        <w:rPr>
          <w:rtl w:val="0"/>
        </w:rPr>
        <w:t xml:space="preserve">Calculadora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//atributos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EditText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oper1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oper2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onCreate(Bundle savedInstanceState)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.onCreate(savedInstanceState);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oper1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=(EditText)findViewById(R.id.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editText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oper2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=(EditText)findViewById(R.id.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editText2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sumar(View v){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num1, num2, res;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num1=Integer.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oper1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num2=Integer.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parseInt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oper2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res=num1+num2;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mostrar(res);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4"/>
        <w:contextualSpacing w:val="0"/>
      </w:pPr>
      <w:bookmarkStart w:colFirst="0" w:colLast="0" w:name="_d3jm801e0bcm" w:id="62"/>
      <w:bookmarkEnd w:id="62"/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AppCompatActivity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EditText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et4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onCreate(Bundle savedInstanceState)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.onCreate(savedInstanceState);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et1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(EditText)findViewById(R.id.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claveU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et2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(EditText)findViewById(R.id.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editText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et3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(EditText)findViewById(R.id.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editText2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et4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(EditText)findViewById(R.id.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editText3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c0znceqrdtn7" w:id="63"/>
      <w:bookmarkEnd w:id="63"/>
      <w:r w:rsidDel="00000000" w:rsidR="00000000" w:rsidRPr="00000000">
        <w:rPr>
          <w:rtl w:val="0"/>
        </w:rPr>
        <w:t xml:space="preserve">Alta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alta(View v)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AdminSQLiteOpenHelper admin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AdminSQLiteOpenHelper(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"administracion"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SQLiteDatabase db = admin.getWritableDatabase();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String cu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String nombre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String carrera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String universidad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et4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ContentValues registro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ContentValues();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registro.put(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"cu"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,cu);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registro.put(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"nombre"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,nombre);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registro.put(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"carrera"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carrera);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registro.put(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"universidad"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,universidad);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db.insert(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"alumnos"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,registro);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db.close();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et4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Toast.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"Se cargaron los datos adecuadamente"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).show();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4"/>
        <w:contextualSpacing w:val="0"/>
      </w:pPr>
      <w:bookmarkStart w:colFirst="0" w:colLast="0" w:name="_x3k0gwy6tqky" w:id="64"/>
      <w:bookmarkEnd w:id="64"/>
      <w:r w:rsidDel="00000000" w:rsidR="00000000" w:rsidRPr="00000000">
        <w:rPr>
          <w:rtl w:val="0"/>
        </w:rPr>
        <w:t xml:space="preserve">Alta simple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highlight w:val="white"/>
          <w:rtl w:val="0"/>
        </w:rPr>
        <w:t xml:space="preserve">// Agregar pokemon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inserta( PokeItem pokeItem) {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ab/>
        <w:t xml:space="preserve">SQLiteDatabase db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.getWritableDatabase();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highlight w:val="white"/>
          <w:rtl w:val="0"/>
        </w:rPr>
        <w:t xml:space="preserve">//que funcion tiene ContentValues?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highlight w:val="whit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ContentValues values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ContentValues();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ab/>
        <w:t xml:space="preserve">values.put(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highlight w:val="white"/>
          <w:rtl w:val="0"/>
        </w:rPr>
        <w:t xml:space="preserve">"nombre"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, pokeItem.getNombre());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ab/>
        <w:t xml:space="preserve">values.put(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highlight w:val="white"/>
          <w:rtl w:val="0"/>
        </w:rPr>
        <w:t xml:space="preserve">"descripcion"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, pokeItem.getDesc());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ab/>
        <w:t xml:space="preserve">values.put(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highlight w:val="white"/>
          <w:rtl w:val="0"/>
        </w:rPr>
        <w:t xml:space="preserve">"foto"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, pokeItem.getFoto());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highlight w:val="white"/>
          <w:rtl w:val="0"/>
        </w:rPr>
        <w:t xml:space="preserve">// inserta los campos values en la tabla pokemon, regresa la llave primaria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highlight w:val="whit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db.insert(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highlight w:val="white"/>
          <w:rtl w:val="0"/>
        </w:rPr>
        <w:t xml:space="preserve">"pokemon"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, values);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ab/>
        <w:t xml:space="preserve">db.close();</w:t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6.8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r9zlmthchun7" w:id="65"/>
      <w:bookmarkEnd w:id="65"/>
      <w:r w:rsidDel="00000000" w:rsidR="00000000" w:rsidRPr="00000000">
        <w:rPr>
          <w:rtl w:val="0"/>
        </w:rPr>
        <w:t xml:space="preserve">Consulta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consulta (View v)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AdminSQLiteOpenHelper admin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AdminSQLiteOpenHelper(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"administracion"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SQLiteDatabase db = admin.getWritableDatabase();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String cu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Cursor file = db.rawQuery(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"select nombre, carrera,"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"universidad FROM alumnos WHERE cu="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+cu,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(file.moveToFirst()){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.setText(file.getString(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.setText(file.getString(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et4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.setText(file.getString(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Toast.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"No existe este CU"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).show();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db.close();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key37rplaz9b" w:id="66"/>
      <w:bookmarkEnd w:id="66"/>
      <w:r w:rsidDel="00000000" w:rsidR="00000000" w:rsidRPr="00000000">
        <w:rPr>
          <w:rtl w:val="0"/>
        </w:rPr>
        <w:t xml:space="preserve">Baja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baja (View v)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AdminSQLiteOpenHelper admin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AdminSQLiteOpenHelper(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"administracion"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SQLiteDatabase db = admin.getWritableDatabase();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String cu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cant = db.delete(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"alumnos"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"cu="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+cu,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db.close();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et4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(cant ==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Toast.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"Se borro el alumno"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).show();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else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Toast.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"No existe el alumna"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).show();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2uca0ra1af9c" w:id="67"/>
      <w:bookmarkEnd w:id="67"/>
      <w:r w:rsidDel="00000000" w:rsidR="00000000" w:rsidRPr="00000000">
        <w:rPr>
          <w:rtl w:val="0"/>
        </w:rPr>
        <w:t xml:space="preserve">Modificar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modificar (View v)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AdminSQLiteOpenHelper admin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AdminSQLiteOpenHelper(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"administracion"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SQLiteDatabase db = admin.getWritableDatabase();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String cu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String nombre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String carrera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String universidad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et4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ContentValues registro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ContentValues();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registro.put(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"cu"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,cu);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registro.put(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"nombre"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,nombre);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registro.put(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"carrera"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carrera);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registro.put(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"universidad"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,universidad);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db.update(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"alumnos"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,registro,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"cu="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+cu,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db.close();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et4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Toast.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"Se modificaron los datos correctamente"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).show();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vmramea8b5" w:id="68"/>
      <w:bookmarkEnd w:id="68"/>
      <w:r w:rsidDel="00000000" w:rsidR="00000000" w:rsidRPr="00000000">
        <w:rPr>
          <w:rtl w:val="0"/>
        </w:rPr>
        <w:t xml:space="preserve">limpiar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limpiar (View v)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et4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36ohnmsur5wn" w:id="69"/>
      <w:bookmarkEnd w:id="69"/>
      <w:r w:rsidDel="00000000" w:rsidR="00000000" w:rsidRPr="00000000">
        <w:rPr>
          <w:rtl w:val="0"/>
        </w:rPr>
        <w:t xml:space="preserve">lista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Obtener una lista con todos los pokemones en la base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ArrayList&lt;PokeItem&gt; obtieneTodos()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ab/>
        <w:t xml:space="preserve">ArrayList&lt;PokeItem&gt; res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ArrayList&lt;PokeItem&gt;();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//modificar si quiero tmb el id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String strQuery =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"select nombre, foto, descripcion from pokemon;"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ab/>
        <w:t xml:space="preserve">SQLiteDatabase db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.getReadableDatabase();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ab/>
        <w:t xml:space="preserve">Cursor cursor = db.rawQuery(strQuery,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recorrer el cursor para sacar cada item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(cursor.moveToFirst())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</w:t>
        <w:tab/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do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</w:t>
        <w:tab/>
        <w:t xml:space="preserve">PokeItem item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PokeItem();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item.setNombre(cursor.getString(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item.setFoto(cursor.getString(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item.setDesc(cursor.getString(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</w:t>
        <w:tab/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agregar a mi arreglo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 </w:t>
        <w:tab/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res.add(item);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</w:t>
        <w:tab/>
        <w:t xml:space="preserve">}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while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(cursor.moveToNext());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ab/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regresar el arreglo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res;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jvnbf4ofpctr" w:id="70"/>
      <w:bookmarkEnd w:id="70"/>
      <w:r w:rsidDel="00000000" w:rsidR="00000000" w:rsidRPr="00000000">
        <w:rPr>
          <w:rtl w:val="0"/>
        </w:rPr>
        <w:t xml:space="preserve">Toast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Toast.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"Se cargaron los datos adecuadamente"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Toast.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).show();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15lcapv5l0mr" w:id="71"/>
      <w:bookmarkEnd w:id="71"/>
      <w:r w:rsidDel="00000000" w:rsidR="00000000" w:rsidRPr="00000000">
        <w:rPr>
          <w:rtl w:val="0"/>
        </w:rPr>
        <w:t xml:space="preserve">Opción</w:t>
      </w:r>
      <w:r w:rsidDel="00000000" w:rsidR="00000000" w:rsidRPr="00000000">
        <w:rPr>
          <w:rtl w:val="0"/>
        </w:rPr>
        <w:t xml:space="preserve"> 2</w:t>
      </w:r>
    </w:p>
    <w:p w:rsidR="00000000" w:rsidDel="00000000" w:rsidP="00000000" w:rsidRDefault="00000000" w:rsidRPr="00000000">
      <w:pPr>
        <w:ind w:left="9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Context context = this; // o tmb getApplicationContext();</w:t>
      </w:r>
    </w:p>
    <w:p w:rsidR="00000000" w:rsidDel="00000000" w:rsidP="00000000" w:rsidRDefault="00000000" w:rsidRPr="00000000">
      <w:pPr>
        <w:ind w:left="9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String text = "Capturado!";</w:t>
      </w:r>
    </w:p>
    <w:p w:rsidR="00000000" w:rsidDel="00000000" w:rsidP="00000000" w:rsidRDefault="00000000" w:rsidRPr="00000000">
      <w:pPr>
        <w:ind w:left="9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int duration = Toast.LENGTH_SHORT;</w:t>
      </w:r>
    </w:p>
    <w:p w:rsidR="00000000" w:rsidDel="00000000" w:rsidP="00000000" w:rsidRDefault="00000000" w:rsidRPr="00000000">
      <w:pPr>
        <w:ind w:left="9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9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Toast toast = Toast.makeText(context, text, duration);</w:t>
      </w:r>
    </w:p>
    <w:p w:rsidR="00000000" w:rsidDel="00000000" w:rsidP="00000000" w:rsidRDefault="00000000" w:rsidRPr="00000000">
      <w:pPr>
        <w:ind w:left="9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toast.show();</w:t>
      </w:r>
    </w:p>
    <w:p w:rsidR="00000000" w:rsidDel="00000000" w:rsidP="00000000" w:rsidRDefault="00000000" w:rsidRPr="00000000">
      <w:pPr>
        <w:ind w:left="9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>
      <w:pPr>
        <w:ind w:left="9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finish();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ez63fal13c9n" w:id="72"/>
      <w:bookmarkEnd w:id="72"/>
      <w:r w:rsidDel="00000000" w:rsidR="00000000" w:rsidRPr="00000000">
        <w:rPr>
          <w:rtl w:val="0"/>
        </w:rPr>
        <w:t xml:space="preserve">listView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uwo4asc336fg" w:id="73"/>
      <w:bookmarkEnd w:id="73"/>
      <w:r w:rsidDel="00000000" w:rsidR="00000000" w:rsidRPr="00000000">
        <w:rPr>
          <w:rtl w:val="0"/>
        </w:rPr>
        <w:t xml:space="preserve">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ListView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"@+id/listView"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"left|top"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i1sbtd680qkj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beldefkq9eu4" w:id="75"/>
      <w:bookmarkEnd w:id="75"/>
      <w:r w:rsidDel="00000000" w:rsidR="00000000" w:rsidRPr="00000000">
        <w:rPr>
          <w:rtl w:val="0"/>
        </w:rPr>
        <w:t xml:space="preserve">clase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android.database.Cursor;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android.os.Bundle;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android.support.v4.app.Fragment;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android.support.v4.widget.SimpleCursorAdapter;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android.view.LayoutInflater;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android.view.View;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android.view.ViewGroup;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android.widget.ListView;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android.widget.Toast;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/**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* A simple 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@link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Fragment} subclass.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*/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FragmentoLista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Fragment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ListView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lv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InterfazBD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FragmentoLista()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Required empty public constructor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View onCreateView(LayoutInflater inflater, ViewGroup container,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Bundle savedInstanceState)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Inflate the layout for this fragment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Cursor res;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//adaptador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SimpleCursorAdapter sca;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View v=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.onCreateView(inflater,container,savedInstanceState);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String []arregloColumnas={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"_id"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"datos"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[]to={R.id.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text1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text2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//crear la conexion la bd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InterfazBD(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.getActivity());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//cursor de la bd con los resultados de la tabla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res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.traerDatos();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//pasarle el cursor a la actividad   y crear el adpatador para mostrar los datos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sca=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SimpleCursorAdapter(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.getActivity(),R.layout.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formato_renglon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,res,arregloColumnas,to,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.setListAdapter(sca);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v;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onListItemClick (ListView l, View v,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position,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id){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InterfazBD(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.getActivity());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String s=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.traerDatos(id);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Toast t = Toast.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(getActivity(),s, Toast.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LENGTH_LONG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t.show();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h3kep8pbr1et" w:id="76"/>
      <w:bookmarkEnd w:id="76"/>
      <w:r w:rsidDel="00000000" w:rsidR="00000000" w:rsidRPr="00000000">
        <w:rPr>
          <w:rtl w:val="0"/>
        </w:rPr>
        <w:t xml:space="preserve">Nueva Actividad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En la carpeta donde están las clases principales, hacer clic derecho y luego New, activity, Empty Activity. Posteriormente, agregar este método en la actividad actual e incorporársel al botón que lanzará al nuevo Activity.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138738" cy="3440591"/>
            <wp:effectExtent b="0" l="0" r="0" t="0"/>
            <wp:docPr id="1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21276" l="42192" r="0" t="16755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440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nuevaVentana(View v){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Intent intent;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//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Cambiar Main2Activity por el nombre de la nueva actividad</w:t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intent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Intent(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,Main2Activity.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startActivityForResult(intent,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abreCaptura(View view)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Intent intent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Intent(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Captura.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startActivity(intent);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En boton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shd w:fill="e4e4ff" w:val="clear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:onClick=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"nuevaVentana"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2mndsbil6hb9" w:id="77"/>
      <w:bookmarkEnd w:id="77"/>
      <w:r w:rsidDel="00000000" w:rsidR="00000000" w:rsidRPr="00000000">
        <w:rPr>
          <w:rtl w:val="0"/>
        </w:rPr>
        <w:t xml:space="preserve">fragmentos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ptti5tbc69cx" w:id="78"/>
      <w:bookmarkEnd w:id="78"/>
      <w:r w:rsidDel="00000000" w:rsidR="00000000" w:rsidRPr="00000000">
        <w:rPr>
          <w:rtl w:val="0"/>
        </w:rPr>
        <w:t xml:space="preserve">layout fragmento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RelativeLayout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"130dp"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:background=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"#0066cc"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"@+id/fragmento_agregar"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:layout_alignParentTop=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"true"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:layout_alignParentLeft=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"true"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:layout_alignParentStart=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RelativeLayout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RelativeLayout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"200dp"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:background=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"#cdcdcd"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:layout_below=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"@+id/fragmento_agregar"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:layout_marginTop=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"5dp"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:layout_alignParentLeft=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"true"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"@+id/actividadPrincipal"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:layout_alignParentStart=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RelativeLayout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a68izwligrv4" w:id="79"/>
      <w:bookmarkEnd w:id="79"/>
      <w:r w:rsidDel="00000000" w:rsidR="00000000" w:rsidRPr="00000000">
        <w:rPr>
          <w:rtl w:val="0"/>
        </w:rPr>
        <w:t xml:space="preserve">crear nuevo fragmento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shd w:fill="e4e4ff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android.app.FragmentManager;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android.app.FragmentTransaction;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android.os.Bundle;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android.support.v4.app.Fragment;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android.view.LayoutInflater;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android.view.View;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android.view.ViewGroup;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android.widget.Button;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android.widget.EditText;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android.widget.Toast;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/**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* A simple 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08080"/>
          <w:sz w:val="18"/>
          <w:szCs w:val="18"/>
          <w:highlight w:val="white"/>
          <w:rtl w:val="0"/>
        </w:rPr>
        <w:t xml:space="preserve">@link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Fragment} subclass.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*/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BlankFragment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Fragment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agregar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dato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InterfazBD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e4e4ff" w:val="clear"/>
          <w:rtl w:val="0"/>
        </w:rPr>
        <w:t xml:space="preserve">FragmentManager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fm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BlankFragment()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Required empty public constructor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View onCreateView(LayoutInflater inflater, ViewGroup container,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Bundle savedInstanceState)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View v = inflater.inflate(R.layout.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fragment_blank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,container,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agregar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=(Button)v.findViewById(R.id.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btAgregar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dato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(EditText)v.findViewById(R.id.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datoUsuario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fm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.getActivity().getFragmentManager();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agregar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View.OnClickListener()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onClick(View v)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String s=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dato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//Instanciar objeto para conexion a bd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InterfazBD(v.getContext());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//Insertar dato en la bd - ver el codigo de insertarDatos en la clase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   </w:t>
      </w: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//InterfazBD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clave=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.insertarDatos(s);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//Mostrar la llave primaria en un toast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Toast.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(v.getContext(),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"Llave: 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+clave,Toast.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).show();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FragmentTransaction ft=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fm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.beginTransaction();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android.app.Fragment fl=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FragmentoLista();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ft.replace(R.id.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actividadPrincipal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,fl);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ft.commit();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});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v;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5jxc74z7qutb" w:id="80"/>
      <w:bookmarkEnd w:id="80"/>
      <w:r w:rsidDel="00000000" w:rsidR="00000000" w:rsidRPr="00000000">
        <w:rPr>
          <w:rtl w:val="0"/>
        </w:rPr>
        <w:t xml:space="preserve">agregar fragmentos en Main Activity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shd w:fill="e4e4ff" w:val="clear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android.support.v4.app.Fragment;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android.support.v4.app.FragmentManager;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android.support.v4.app.FragmentTransaction;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android.support.v7.app.AppCompatActivity;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android.os.Bundle;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AppCompatActivity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onCreate(Bundle savedInstanceState)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.onCreate(savedInstanceState);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FragmentManager fm = getFragmentManager();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FragmentTransaction ft = fm.beginTransaction();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e4e4ff" w:val="clear"/>
          <w:rtl w:val="0"/>
        </w:rPr>
        <w:t xml:space="preserve">Fragment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f1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BlankFragment();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ft.add(R.id.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fragmento_agregar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,f1);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ft.commit();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e4e4ff" w:val="clear"/>
          <w:rtl w:val="0"/>
        </w:rPr>
        <w:t xml:space="preserve">Fragment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f2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FragmentoLista();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ft=fm.beginTransaction();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ft.add(R.id.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actividadPrincipal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,f2);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ft.commit();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sz9us1h0clg5" w:id="81"/>
      <w:bookmarkEnd w:id="81"/>
      <w:r w:rsidDel="00000000" w:rsidR="00000000" w:rsidRPr="00000000">
        <w:rPr>
          <w:rtl w:val="0"/>
        </w:rPr>
        <w:t xml:space="preserve">Fragmento Lista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FragmentoLista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Fragment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ListView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lv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InterfazBD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FragmentoLista()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Required empty public constructor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View onCreateView(LayoutInflater inflater, ViewGroup container,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Bundle savedInstanceState)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Inflate the layout for this fragment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Cursor res;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//adaptador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SimpleCursorAdapter sca;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View v=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.onCreateView(inflater,container,savedInstanceState);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String []arregloColumnas={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"_id"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"datos"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[]to={R.id.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text1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 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text2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//crear la conexion la bd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InterfazBD(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.getActivity());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//cursor de la bd con los resultados de la tabla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res =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.traerDatos();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//pasarle el cursor a la actividad   y crear el adpatador para mostrar los datos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sca=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SimpleCursorAdapter(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.getActivity(),R.layout.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formato_renglon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,res,arregloColumnas,to,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.setListAdapter(sca);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v;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onListItemClick (ListView l, View v,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position,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id){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InterfazBD(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.getActivity());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String s=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.traerDatos(id);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Toast t = Toast.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(getActivity(),s, Toast.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LENGTH_LONG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t.show();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mn5pwu7kko8o" w:id="82"/>
      <w:bookmarkEnd w:id="82"/>
      <w:r w:rsidDel="00000000" w:rsidR="00000000" w:rsidRPr="00000000">
        <w:rPr>
          <w:rtl w:val="0"/>
        </w:rPr>
        <w:t xml:space="preserve">Blank Fragment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BlankFragment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Fragment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Button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agregar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EditText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dato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InterfazBD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FragmentManager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fm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BlankFragment()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 Required empty public constructor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View onCreateView(LayoutInflater inflater, ViewGroup container,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             Bundle savedInstanceState)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View v = inflater.inflate(R.layout.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fragment_blank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,container,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agregar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=(Button)v.findViewById(R.id.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btAgregar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dato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(EditText)v.findViewById(R.id.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datoUsuario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fm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.getActivity().getFragmentManager();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agregar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View.OnClickListener()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@Override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color w:val="8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onClick(View v)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String s=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dato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//Instanciar objeto para conexion a bd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InterfazBD(v.getContext());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//Insertar dato en la bd - ver el codigo de insertarDatos en la clase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        //InterfazBD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clave=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iBD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.insertarDatos(s);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//Mostrar la llave primaria en un toast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i w:val="1"/>
          <w:color w:val="808080"/>
          <w:sz w:val="18"/>
          <w:szCs w:val="18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Toast.</w:t>
      </w:r>
      <w:r w:rsidDel="00000000" w:rsidR="00000000" w:rsidRPr="00000000">
        <w:rPr>
          <w:rFonts w:ascii="Courier New" w:cs="Courier New" w:eastAsia="Courier New" w:hAnsi="Courier New"/>
          <w:i w:val="1"/>
          <w:sz w:val="18"/>
          <w:szCs w:val="18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(v.getContext(),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"Llave: 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+clave,Toast.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).show();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FragmentTransaction ft=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fm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.beginTransaction();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Fragment fl=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FragmentoLista();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ft.replace(R.id.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660e7a"/>
          <w:sz w:val="18"/>
          <w:szCs w:val="18"/>
          <w:highlight w:val="white"/>
          <w:rtl w:val="0"/>
        </w:rPr>
        <w:t xml:space="preserve">actividadPrincipal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,fl);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    ft.commit();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});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v;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_c3bqw65ym025" w:id="83"/>
      <w:bookmarkEnd w:id="83"/>
      <w:r w:rsidDel="00000000" w:rsidR="00000000" w:rsidRPr="00000000">
        <w:rPr>
          <w:rtl w:val="0"/>
        </w:rPr>
        <w:t xml:space="preserve">Layout</w:t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q98hxz8jl6da" w:id="84"/>
      <w:bookmarkEnd w:id="84"/>
      <w:r w:rsidDel="00000000" w:rsidR="00000000" w:rsidRPr="00000000">
        <w:rPr>
          <w:rtl w:val="0"/>
        </w:rPr>
        <w:t xml:space="preserve">botón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"horizontal"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Button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"Captura"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:onClick=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"abreCaptura"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"@+id/Captura"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loa2x5c0usdu" w:id="85"/>
      <w:bookmarkEnd w:id="85"/>
      <w:r w:rsidDel="00000000" w:rsidR="00000000" w:rsidRPr="00000000">
        <w:rPr>
          <w:rtl w:val="0"/>
        </w:rPr>
        <w:t xml:space="preserve">textView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"horizontal"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TextView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"Numero 1:"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"@+id/textView"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EditText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"@+id/editText"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:inputType=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"number"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"1"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"horizontal"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"56dp"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TextView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"Numero 2:"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"@+id/textView2"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EditText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"@+id/editText2"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:inputType=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"number"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"1"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_b1fohhg0unxn" w:id="86"/>
      <w:bookmarkEnd w:id="86"/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"vertical"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:layout_alignParentTop=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"true"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:layout_alignParentLeft=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"true"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:layout_alignParentStart=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"true"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:weightSum=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"horizontal"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"center_horizontal"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TextView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"Clave Unica:"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"@+id/textView"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"horizontal"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"center_horizontal"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EditText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"@+id/claveU"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:inputType=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"number"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"horizontal"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"center_horizontal"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TextView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"Nombre:"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"@+id/textView2"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"horizontal"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"center_horizontal"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EditText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"@+id/editText"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"vertical"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"center_horizontal"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TextView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"Carrera:"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"@+id/textView3"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"vertical"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"42dp"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"center_horizontal"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EditText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"@+id/editText2"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"vertical"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"center_horizontal"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TextView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"Universidad:"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"@+id/textView4"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"vertical"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"center_horizontal"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EditText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"@+id/editText3"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"horizontal"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"44dp"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"center_horizontal"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Button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"AGREGAR"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"@+id/btAgregar"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:onClick=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"alta"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Button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"Eliminar"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:onClick=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"baja"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"@+id/btEliminar"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"horizontal"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"center_horizontal"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Button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"CONSULTA CU"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"@+id/btConsulta"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:onClick=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"consulta"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Button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"MODIFICAR"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:onClick=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"modificar"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"@+id/btModificar"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:orientation=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"horizontal"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"match_parent"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:layout_gravity=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"center_horizontal"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Button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:layout_width=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:layout_height=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"wrap_content"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:text=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"LIMPIAR"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:id=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"@+id/btLimpiar"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660e7a"/>
          <w:sz w:val="18"/>
          <w:szCs w:val="18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18"/>
          <w:szCs w:val="18"/>
          <w:highlight w:val="white"/>
          <w:rtl w:val="0"/>
        </w:rPr>
        <w:t xml:space="preserve">:onClick=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18"/>
          <w:szCs w:val="18"/>
          <w:highlight w:val="white"/>
          <w:rtl w:val="0"/>
        </w:rPr>
        <w:t xml:space="preserve">"limpiar"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/&gt;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18"/>
          <w:szCs w:val="18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highlight w:val="white"/>
          <w:rtl w:val="0"/>
        </w:rPr>
        <w:t xml:space="preserve">&gt;</w:t>
      </w:r>
    </w:p>
    <w:p w:rsidR="00000000" w:rsidDel="00000000" w:rsidP="00000000" w:rsidRDefault="00000000" w:rsidRPr="00000000">
      <w:pPr>
        <w:contextualSpacing w:val="0"/>
        <w:rPr>
          <w:ins w:author="Alberto Zainos" w:id="6" w:date="2016-12-06T09:10:01Z"/>
        </w:rPr>
      </w:pPr>
      <w:ins w:author="Alberto Zainos" w:id="6" w:date="2016-12-06T09:10:01Z">
        <w:r w:rsidDel="00000000" w:rsidR="00000000" w:rsidRPr="00000000">
          <w:rPr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//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6" w:date="2016-12-06T09:10:01Z"/>
        </w:rPr>
      </w:pPr>
      <w:ins w:author="Alberto Zainos" w:id="6" w:date="2016-12-06T09:10:01Z"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>
      <w:pPr>
        <w:contextualSpacing w:val="0"/>
        <w:rPr>
          <w:ins w:author="Alberto Zainos" w:id="6" w:date="2016-12-06T09:10:01Z"/>
        </w:rPr>
      </w:pPr>
      <w:ins w:author="Alberto Zainos" w:id="6" w:date="2016-12-06T09:10:01Z">
        <w:r w:rsidDel="00000000" w:rsidR="00000000" w:rsidRPr="00000000">
          <w:rPr>
            <w:rFonts w:ascii="Courier New" w:cs="Courier New" w:eastAsia="Courier New" w:hAnsi="Courier New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&lt;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008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Button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6" w:date="2016-12-06T09:10:01Z"/>
        </w:rPr>
      </w:pPr>
      <w:ins w:author="Alberto Zainos" w:id="6" w:date="2016-12-06T09:10:01Z">
        <w:r w:rsidDel="00000000" w:rsidR="00000000" w:rsidRPr="00000000">
          <w:rPr>
            <w:rFonts w:ascii="Courier New" w:cs="Courier New" w:eastAsia="Courier New" w:hAnsi="Courier New"/>
            <w:b w:val="1"/>
            <w:color w:val="00008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   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660e7a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android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00ff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:layout_width=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800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"wrap_content"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6" w:date="2016-12-06T09:10:01Z"/>
        </w:rPr>
      </w:pPr>
      <w:ins w:author="Alberto Zainos" w:id="6" w:date="2016-12-06T09:10:01Z">
        <w:r w:rsidDel="00000000" w:rsidR="00000000" w:rsidRPr="00000000">
          <w:rPr>
            <w:rFonts w:ascii="Courier New" w:cs="Courier New" w:eastAsia="Courier New" w:hAnsi="Courier New"/>
            <w:b w:val="1"/>
            <w:color w:val="00800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   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660e7a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android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00ff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:layout_height=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800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"wrap_content"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6" w:date="2016-12-06T09:10:01Z"/>
        </w:rPr>
      </w:pPr>
      <w:ins w:author="Alberto Zainos" w:id="6" w:date="2016-12-06T09:10:01Z">
        <w:r w:rsidDel="00000000" w:rsidR="00000000" w:rsidRPr="00000000">
          <w:rPr>
            <w:rFonts w:ascii="Courier New" w:cs="Courier New" w:eastAsia="Courier New" w:hAnsi="Courier New"/>
            <w:b w:val="1"/>
            <w:color w:val="00800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   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660e7a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android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00ff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:text=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800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"Regresar"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6" w:date="2016-12-06T09:10:01Z"/>
        </w:rPr>
      </w:pPr>
      <w:ins w:author="Alberto Zainos" w:id="6" w:date="2016-12-06T09:10:01Z">
        <w:r w:rsidDel="00000000" w:rsidR="00000000" w:rsidRPr="00000000">
          <w:rPr>
            <w:rFonts w:ascii="Courier New" w:cs="Courier New" w:eastAsia="Courier New" w:hAnsi="Courier New"/>
            <w:b w:val="1"/>
            <w:color w:val="00800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   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660e7a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android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00ff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:id=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800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"@+id/btRegresar"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6" w:date="2016-12-06T09:10:01Z"/>
        </w:rPr>
      </w:pPr>
      <w:ins w:author="Alberto Zainos" w:id="6" w:date="2016-12-06T09:10:01Z">
        <w:r w:rsidDel="00000000" w:rsidR="00000000" w:rsidRPr="00000000">
          <w:rPr>
            <w:rFonts w:ascii="Courier New" w:cs="Courier New" w:eastAsia="Courier New" w:hAnsi="Courier New"/>
            <w:b w:val="1"/>
            <w:color w:val="00800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   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660e7a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android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00ff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:layout_gravity=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800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"center_horizontal"</w:t>
        </w:r>
      </w:ins>
    </w:p>
    <w:p w:rsidR="00000000" w:rsidDel="00000000" w:rsidP="00000000" w:rsidRDefault="00000000" w:rsidRPr="00000000">
      <w:pPr>
        <w:contextualSpacing w:val="0"/>
        <w:rPr>
          <w:ins w:author="Alberto Zainos" w:id="6" w:date="2016-12-06T09:10:01Z"/>
        </w:rPr>
      </w:pPr>
      <w:ins w:author="Alberto Zainos" w:id="6" w:date="2016-12-06T09:10:01Z">
        <w:r w:rsidDel="00000000" w:rsidR="00000000" w:rsidRPr="00000000">
          <w:rPr>
            <w:rFonts w:ascii="Courier New" w:cs="Courier New" w:eastAsia="Courier New" w:hAnsi="Courier New"/>
            <w:b w:val="1"/>
            <w:color w:val="00800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   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660e7a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android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00ff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:onClick=</w:t>
        </w:r>
        <w:r w:rsidDel="00000000" w:rsidR="00000000" w:rsidRPr="00000000">
          <w:rPr>
            <w:rFonts w:ascii="Courier New" w:cs="Courier New" w:eastAsia="Courier New" w:hAnsi="Courier New"/>
            <w:b w:val="1"/>
            <w:color w:val="008000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"RegresarPantalla"</w:t>
        </w:r>
        <w:r w:rsidDel="00000000" w:rsidR="00000000" w:rsidRPr="00000000">
          <w:rPr>
            <w:rFonts w:ascii="Courier New" w:cs="Courier New" w:eastAsia="Courier New" w:hAnsi="Courier New"/>
            <w:sz w:val="18"/>
            <w:szCs w:val="18"/>
            <w:highlight w:val="white"/>
            <w:rtl w:val="0"/>
            <w:rPrChange w:author="Alberto Zainos" w:id="7" w:date="2016-12-06T09:10:01Z">
              <w:rPr>
                <w:rFonts w:ascii="Courier New" w:cs="Courier New" w:eastAsia="Courier New" w:hAnsi="Courier New"/>
                <w:sz w:val="18"/>
                <w:szCs w:val="18"/>
                <w:highlight w:val="white"/>
              </w:rPr>
            </w:rPrChange>
          </w:rPr>
          <w:t xml:space="preserve">/&gt;</w:t>
        </w:r>
      </w:ins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2.png"/><Relationship Id="rId22" Type="http://schemas.openxmlformats.org/officeDocument/2006/relationships/image" Target="media/image18.png"/><Relationship Id="rId21" Type="http://schemas.openxmlformats.org/officeDocument/2006/relationships/image" Target="media/image39.png"/><Relationship Id="rId24" Type="http://schemas.openxmlformats.org/officeDocument/2006/relationships/image" Target="media/image38.png"/><Relationship Id="rId23" Type="http://schemas.openxmlformats.org/officeDocument/2006/relationships/image" Target="media/image4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5.png"/><Relationship Id="rId26" Type="http://schemas.openxmlformats.org/officeDocument/2006/relationships/image" Target="media/image40.png"/><Relationship Id="rId25" Type="http://schemas.openxmlformats.org/officeDocument/2006/relationships/image" Target="media/image43.png"/><Relationship Id="rId28" Type="http://schemas.openxmlformats.org/officeDocument/2006/relationships/image" Target="media/image29.png"/><Relationship Id="rId27" Type="http://schemas.openxmlformats.org/officeDocument/2006/relationships/image" Target="media/image20.png"/><Relationship Id="rId5" Type="http://schemas.openxmlformats.org/officeDocument/2006/relationships/image" Target="media/image36.png"/><Relationship Id="rId6" Type="http://schemas.openxmlformats.org/officeDocument/2006/relationships/image" Target="media/image21.png"/><Relationship Id="rId29" Type="http://schemas.openxmlformats.org/officeDocument/2006/relationships/image" Target="media/image41.png"/><Relationship Id="rId7" Type="http://schemas.openxmlformats.org/officeDocument/2006/relationships/image" Target="media/image47.png"/><Relationship Id="rId8" Type="http://schemas.openxmlformats.org/officeDocument/2006/relationships/image" Target="media/image14.png"/><Relationship Id="rId11" Type="http://schemas.openxmlformats.org/officeDocument/2006/relationships/image" Target="media/image31.png"/><Relationship Id="rId10" Type="http://schemas.openxmlformats.org/officeDocument/2006/relationships/image" Target="media/image46.png"/><Relationship Id="rId13" Type="http://schemas.openxmlformats.org/officeDocument/2006/relationships/image" Target="media/image44.png"/><Relationship Id="rId12" Type="http://schemas.openxmlformats.org/officeDocument/2006/relationships/image" Target="media/image23.png"/><Relationship Id="rId15" Type="http://schemas.openxmlformats.org/officeDocument/2006/relationships/image" Target="media/image11.png"/><Relationship Id="rId14" Type="http://schemas.openxmlformats.org/officeDocument/2006/relationships/image" Target="media/image17.png"/><Relationship Id="rId17" Type="http://schemas.openxmlformats.org/officeDocument/2006/relationships/image" Target="media/image16.png"/><Relationship Id="rId16" Type="http://schemas.openxmlformats.org/officeDocument/2006/relationships/image" Target="media/image25.png"/><Relationship Id="rId19" Type="http://schemas.openxmlformats.org/officeDocument/2006/relationships/image" Target="media/image48.png"/><Relationship Id="rId18" Type="http://schemas.openxmlformats.org/officeDocument/2006/relationships/image" Target="media/image33.png"/></Relationships>
</file>